
<file path=[Content_Types].xml><?xml version="1.0" encoding="utf-8"?>
<Types xmlns="http://schemas.openxmlformats.org/package/2006/content-types">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both"/>
        <w:rPr>
          <w:rFonts w:hint="default" w:ascii="Times New Roman" w:hAnsi="Times New Roman" w:cs="Times New Roman" w:eastAsiaTheme="minorEastAsia"/>
          <w:sz w:val="20"/>
          <w:szCs w:val="20"/>
          <w:lang w:val="en-US" w:eastAsia="zh-CN"/>
        </w:rPr>
      </w:pPr>
    </w:p>
    <w:p>
      <w:pPr>
        <w:widowControl/>
        <w:jc w:val="center"/>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6436995" cy="3818890"/>
            <wp:effectExtent l="0" t="0" r="1905" b="10160"/>
            <wp:docPr id="1" name="图片 1" descr="Figu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ureS1"/>
                    <pic:cNvPicPr>
                      <a:picLocks noChangeAspect="1"/>
                    </pic:cNvPicPr>
                  </pic:nvPicPr>
                  <pic:blipFill>
                    <a:blip r:embed="rId4"/>
                    <a:srcRect l="14044" t="31591" r="11367" b="25282"/>
                    <a:stretch>
                      <a:fillRect/>
                    </a:stretch>
                  </pic:blipFill>
                  <pic:spPr>
                    <a:xfrm>
                      <a:off x="0" y="0"/>
                      <a:ext cx="6436995" cy="3818890"/>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t xml:space="preserve">Figure S1. </w:t>
      </w:r>
      <w:r>
        <w:rPr>
          <w:rFonts w:hint="default" w:ascii="Times New Roman" w:hAnsi="Times New Roman" w:cs="Times New Roman"/>
          <w:sz w:val="20"/>
          <w:szCs w:val="20"/>
          <w:lang w:val="en-US" w:eastAsia="zh-CN"/>
        </w:rPr>
        <w:t>a</w:t>
      </w:r>
      <w:r>
        <w:rPr>
          <w:rFonts w:hint="default" w:ascii="Times New Roman" w:hAnsi="Times New Roman" w:cs="Times New Roman" w:eastAsiaTheme="minorEastAsia"/>
          <w:sz w:val="20"/>
          <w:szCs w:val="20"/>
          <w:lang w:val="en-US" w:eastAsia="zh-CN"/>
        </w:rPr>
        <w:t xml:space="preserve">. Plasma metabolome and gut microbiota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b</w:t>
      </w:r>
      <w:r>
        <w:rPr>
          <w:rFonts w:hint="default" w:ascii="Times New Roman" w:hAnsi="Times New Roman" w:cs="Times New Roman" w:eastAsiaTheme="minorEastAsia"/>
          <w:sz w:val="20"/>
          <w:szCs w:val="20"/>
          <w:lang w:val="en-US" w:eastAsia="zh-CN"/>
        </w:rPr>
        <w:t xml:space="preserve">. Fecal metabolome and gut microbiota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c</w:t>
      </w:r>
      <w:r>
        <w:rPr>
          <w:rFonts w:hint="default" w:ascii="Times New Roman" w:hAnsi="Times New Roman" w:cs="Times New Roman" w:eastAsiaTheme="minorEastAsia"/>
          <w:sz w:val="20"/>
          <w:szCs w:val="20"/>
          <w:lang w:val="en-US" w:eastAsia="zh-CN"/>
        </w:rPr>
        <w:t xml:space="preserve">. Plasma metabolome and fecal metabolome using </w:t>
      </w:r>
      <w:r>
        <w:rPr>
          <w:rFonts w:hint="default" w:ascii="Times New Roman" w:hAnsi="Times New Roman" w:eastAsia="Segoe UI" w:cs="Times New Roman"/>
          <w:color w:val="000000"/>
          <w:sz w:val="20"/>
          <w:szCs w:val="20"/>
          <w:shd w:val="clear" w:color="auto" w:fill="FFFFFF"/>
          <w:lang w:val="en-US" w:eastAsia="zh-CN"/>
        </w:rPr>
        <w:t>Procrustes analysis</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d</w:t>
      </w:r>
      <w:r>
        <w:rPr>
          <w:rFonts w:hint="default" w:ascii="Times New Roman" w:hAnsi="Times New Roman" w:cs="Times New Roman" w:eastAsiaTheme="minorEastAsia"/>
          <w:sz w:val="20"/>
          <w:szCs w:val="20"/>
          <w:lang w:val="en-US" w:eastAsia="zh-CN"/>
        </w:rPr>
        <w:t xml:space="preserve">. Plasma metabolome and gut microbiota correlation analysis using CoIA. </w:t>
      </w:r>
      <w:r>
        <w:rPr>
          <w:rFonts w:hint="default" w:ascii="Times New Roman" w:hAnsi="Times New Roman" w:cs="Times New Roman"/>
          <w:sz w:val="20"/>
          <w:szCs w:val="20"/>
          <w:lang w:val="en-US" w:eastAsia="zh-CN"/>
        </w:rPr>
        <w:t>e</w:t>
      </w:r>
      <w:r>
        <w:rPr>
          <w:rFonts w:hint="default" w:ascii="Times New Roman" w:hAnsi="Times New Roman" w:cs="Times New Roman" w:eastAsiaTheme="minorEastAsia"/>
          <w:sz w:val="20"/>
          <w:szCs w:val="20"/>
          <w:lang w:val="en-US" w:eastAsia="zh-CN"/>
        </w:rPr>
        <w:t xml:space="preserve">. Fecal metabolome and gut microbiota correlation analysis using CoIA. </w:t>
      </w:r>
      <w:r>
        <w:rPr>
          <w:rFonts w:hint="default" w:ascii="Times New Roman" w:hAnsi="Times New Roman" w:cs="Times New Roman"/>
          <w:sz w:val="20"/>
          <w:szCs w:val="20"/>
          <w:lang w:val="en-US" w:eastAsia="zh-CN"/>
        </w:rPr>
        <w:t>f</w:t>
      </w:r>
      <w:r>
        <w:rPr>
          <w:rFonts w:hint="default" w:ascii="Times New Roman" w:hAnsi="Times New Roman" w:cs="Times New Roman" w:eastAsiaTheme="minorEastAsia"/>
          <w:sz w:val="20"/>
          <w:szCs w:val="20"/>
          <w:lang w:val="en-US" w:eastAsia="zh-CN"/>
        </w:rPr>
        <w:t>. Plasma metabolome and fecal metabolome correlation analysis using CoIA.</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keepNext w:val="0"/>
        <w:keepLines w:val="0"/>
        <w:pageBreakBefore w:val="0"/>
        <w:widowControl/>
        <w:kinsoku/>
        <w:wordWrap/>
        <w:overflowPunct/>
        <w:topLinePunct w:val="0"/>
        <w:autoSpaceDE/>
        <w:autoSpaceDN/>
        <w:bidi w:val="0"/>
        <w:adjustRightInd/>
        <w:spacing w:line="360" w:lineRule="auto"/>
        <w:jc w:val="both"/>
        <w:rPr>
          <w:rFonts w:hint="default" w:ascii="Times New Roman" w:hAnsi="Times New Roman" w:cs="Times New Roman"/>
          <w:color w:val="000000"/>
          <w:sz w:val="20"/>
          <w:szCs w:val="20"/>
          <w:highlight w:val="none"/>
        </w:rPr>
      </w:pPr>
      <w:r>
        <w:rPr>
          <w:rFonts w:hint="default" w:ascii="Times New Roman" w:hAnsi="Times New Roman" w:cs="Times New Roman" w:eastAsiaTheme="minorEastAsia"/>
          <w:sz w:val="20"/>
          <w:szCs w:val="20"/>
          <w:lang w:val="en-US" w:eastAsia="zh-CN"/>
        </w:rPr>
        <w:drawing>
          <wp:inline distT="0" distB="0" distL="114300" distR="114300">
            <wp:extent cx="5267960" cy="5613400"/>
            <wp:effectExtent l="0" t="0" r="8890" b="6350"/>
            <wp:docPr id="2" name="图片 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igure"/>
                    <pic:cNvPicPr>
                      <a:picLocks noChangeAspect="1"/>
                    </pic:cNvPicPr>
                  </pic:nvPicPr>
                  <pic:blipFill>
                    <a:blip r:embed="rId5"/>
                    <a:stretch>
                      <a:fillRect/>
                    </a:stretch>
                  </pic:blipFill>
                  <pic:spPr>
                    <a:xfrm>
                      <a:off x="0" y="0"/>
                      <a:ext cx="5267960" cy="5613400"/>
                    </a:xfrm>
                    <a:prstGeom prst="rect">
                      <a:avLst/>
                    </a:prstGeom>
                  </pic:spPr>
                </pic:pic>
              </a:graphicData>
            </a:graphic>
          </wp:inline>
        </w:drawing>
      </w:r>
      <w:r>
        <w:rPr>
          <w:rFonts w:hint="eastAsia" w:ascii="Times New Roman" w:hAnsi="Times New Roman" w:cs="Times New Roman"/>
          <w:sz w:val="20"/>
          <w:szCs w:val="20"/>
          <w:lang w:val="en-US" w:eastAsia="zh-CN"/>
        </w:rPr>
        <w:t>Figure S2.</w:t>
      </w:r>
      <w:r>
        <w:rPr>
          <w:rFonts w:hint="default" w:ascii="Times New Roman" w:hAnsi="Times New Roman" w:cs="Times New Roman"/>
          <w:color w:val="000000"/>
          <w:sz w:val="20"/>
          <w:szCs w:val="20"/>
          <w:highlight w:val="none"/>
          <w:lang w:val="en-US" w:eastAsia="zh-CN"/>
        </w:rPr>
        <w:t xml:space="preserve"> </w:t>
      </w:r>
      <w:r>
        <w:rPr>
          <w:rFonts w:hint="default" w:ascii="Times New Roman" w:hAnsi="Times New Roman" w:cs="Times New Roman"/>
          <w:color w:val="000000"/>
          <w:sz w:val="20"/>
          <w:szCs w:val="20"/>
          <w:highlight w:val="none"/>
        </w:rPr>
        <w:t xml:space="preserve">Random Forest analysis of </w:t>
      </w:r>
      <w:r>
        <w:rPr>
          <w:rFonts w:hint="eastAsia" w:ascii="Times New Roman" w:hAnsi="Times New Roman" w:cs="Times New Roman"/>
          <w:color w:val="000000"/>
          <w:sz w:val="20"/>
          <w:szCs w:val="20"/>
          <w:highlight w:val="none"/>
          <w:lang w:val="en-US" w:eastAsia="zh-CN"/>
        </w:rPr>
        <w:t>LS</w:t>
      </w:r>
      <w:r>
        <w:rPr>
          <w:rFonts w:hint="default" w:ascii="Times New Roman" w:hAnsi="Times New Roman" w:cs="Times New Roman"/>
          <w:color w:val="000000"/>
          <w:sz w:val="20"/>
          <w:szCs w:val="20"/>
          <w:highlight w:val="none"/>
        </w:rPr>
        <w:t xml:space="preserve"> vs </w:t>
      </w:r>
      <w:r>
        <w:rPr>
          <w:rFonts w:hint="eastAsia" w:ascii="Times New Roman" w:hAnsi="Times New Roman" w:cs="Times New Roman"/>
          <w:color w:val="000000"/>
          <w:sz w:val="20"/>
          <w:szCs w:val="20"/>
          <w:highlight w:val="none"/>
          <w:lang w:val="en-US" w:eastAsia="zh-CN"/>
        </w:rPr>
        <w:t>CD</w:t>
      </w:r>
      <w:r>
        <w:rPr>
          <w:rFonts w:hint="default" w:ascii="Times New Roman" w:hAnsi="Times New Roman" w:cs="Times New Roman"/>
          <w:color w:val="000000"/>
          <w:sz w:val="20"/>
          <w:szCs w:val="20"/>
          <w:highlight w:val="none"/>
        </w:rPr>
        <w:t xml:space="preserve"> </w:t>
      </w:r>
      <w:r>
        <w:rPr>
          <w:rFonts w:hint="eastAsia" w:ascii="Times New Roman" w:hAnsi="Times New Roman" w:cs="Times New Roman"/>
          <w:color w:val="000000"/>
          <w:sz w:val="20"/>
          <w:szCs w:val="20"/>
          <w:highlight w:val="none"/>
          <w:lang w:val="en-US" w:eastAsia="zh-CN"/>
        </w:rPr>
        <w:t>group</w:t>
      </w:r>
      <w:r>
        <w:rPr>
          <w:rFonts w:hint="default" w:ascii="Times New Roman" w:hAnsi="Times New Roman" w:cs="Times New Roman"/>
          <w:color w:val="000000"/>
          <w:sz w:val="20"/>
          <w:szCs w:val="20"/>
          <w:highlight w:val="none"/>
        </w:rPr>
        <w:t xml:space="preserve"> demonstrating significantly altered </w:t>
      </w:r>
      <w:r>
        <w:rPr>
          <w:rFonts w:hint="eastAsia" w:ascii="Times New Roman" w:hAnsi="Times New Roman" w:cs="Times New Roman"/>
          <w:color w:val="000000"/>
          <w:sz w:val="20"/>
          <w:szCs w:val="20"/>
          <w:highlight w:val="none"/>
          <w:lang w:val="en-US" w:eastAsia="zh-CN"/>
        </w:rPr>
        <w:t>b</w:t>
      </w:r>
      <w:r>
        <w:rPr>
          <w:rFonts w:hint="default" w:ascii="Times New Roman" w:hAnsi="Times New Roman" w:cs="Times New Roman"/>
          <w:color w:val="000000"/>
          <w:sz w:val="20"/>
          <w:szCs w:val="20"/>
          <w:highlight w:val="none"/>
        </w:rPr>
        <w:t>acteria</w:t>
      </w:r>
      <w:r>
        <w:rPr>
          <w:rFonts w:hint="eastAsia" w:ascii="Times New Roman" w:hAnsi="Times New Roman" w:cs="Times New Roman"/>
          <w:color w:val="000000"/>
          <w:sz w:val="20"/>
          <w:szCs w:val="20"/>
          <w:highlight w:val="none"/>
          <w:lang w:val="en-US" w:eastAsia="zh-CN"/>
        </w:rPr>
        <w:t xml:space="preserve"> genus(a) and fecal </w:t>
      </w:r>
      <w:r>
        <w:rPr>
          <w:rFonts w:hint="default" w:ascii="Times New Roman" w:hAnsi="Times New Roman" w:cs="Times New Roman"/>
          <w:color w:val="000000"/>
          <w:sz w:val="20"/>
          <w:szCs w:val="20"/>
          <w:highlight w:val="none"/>
        </w:rPr>
        <w:t>metabolites</w:t>
      </w:r>
      <w:r>
        <w:rPr>
          <w:rFonts w:hint="eastAsia" w:ascii="Times New Roman" w:hAnsi="Times New Roman" w:cs="Times New Roman"/>
          <w:color w:val="000000"/>
          <w:sz w:val="20"/>
          <w:szCs w:val="20"/>
          <w:highlight w:val="none"/>
          <w:lang w:val="en-US" w:eastAsia="zh-CN"/>
        </w:rPr>
        <w:t>(b)</w:t>
      </w:r>
      <w:r>
        <w:rPr>
          <w:rFonts w:hint="default" w:ascii="Times New Roman" w:hAnsi="Times New Roman" w:cs="Times New Roman"/>
          <w:color w:val="000000"/>
          <w:sz w:val="20"/>
          <w:szCs w:val="20"/>
          <w:highlight w:val="none"/>
        </w:rPr>
        <w:t>.</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sz w:val="20"/>
          <w:szCs w:val="20"/>
          <w:lang w:val="en-US" w:eastAsia="zh-CN"/>
        </w:rPr>
      </w:pPr>
    </w:p>
    <w:p>
      <w:pPr>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br w:type="page"/>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269230" cy="1548765"/>
            <wp:effectExtent l="0" t="0" r="7620" b="13335"/>
            <wp:docPr id="10" name="图片 10" descr="Figure S2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 S2v2"/>
                    <pic:cNvPicPr>
                      <a:picLocks noChangeAspect="1"/>
                    </pic:cNvPicPr>
                  </pic:nvPicPr>
                  <pic:blipFill>
                    <a:blip r:embed="rId6"/>
                    <a:stretch>
                      <a:fillRect/>
                    </a:stretch>
                  </pic:blipFill>
                  <pic:spPr>
                    <a:xfrm>
                      <a:off x="0" y="0"/>
                      <a:ext cx="5269230" cy="1548765"/>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eastAsia" w:ascii="Times New Roman" w:hAnsi="Times New Roman" w:cs="Times New Roman"/>
          <w:sz w:val="20"/>
          <w:szCs w:val="20"/>
          <w:lang w:val="en-US" w:eastAsia="zh-CN"/>
        </w:rPr>
        <w:t xml:space="preserve">Figure S3. Comparative analysis of </w:t>
      </w:r>
      <w:r>
        <w:rPr>
          <w:rFonts w:hint="default" w:ascii="Times New Roman" w:hAnsi="Times New Roman" w:eastAsia="宋体" w:cs="Times New Roman"/>
          <w:color w:val="000000"/>
          <w:sz w:val="20"/>
          <w:szCs w:val="20"/>
          <w:highlight w:val="none"/>
          <w:shd w:val="clear" w:color="auto" w:fill="FFFFFF"/>
        </w:rPr>
        <w:t>F/B ratio</w:t>
      </w:r>
      <w:r>
        <w:rPr>
          <w:rFonts w:hint="eastAsia" w:ascii="Times New Roman" w:hAnsi="Times New Roman" w:cs="Times New Roman"/>
          <w:sz w:val="20"/>
          <w:szCs w:val="20"/>
          <w:lang w:val="en-US" w:eastAsia="zh-CN"/>
        </w:rPr>
        <w:t xml:space="preserve"> across groups was conducted, employing the Student's t-test for pairwise comparisons and ANOVA for overall analysis. a: Box plot exhibiting the alterations in F/B ratio among various groups. b: Box plot illustrating the variations of </w:t>
      </w:r>
      <w:r>
        <w:rPr>
          <w:rFonts w:hint="default" w:ascii="Times New Roman" w:hAnsi="Times New Roman" w:cs="Times New Roman"/>
          <w:color w:val="000000"/>
          <w:sz w:val="20"/>
          <w:szCs w:val="20"/>
          <w:highlight w:val="none"/>
          <w:shd w:val="clear" w:color="auto" w:fill="FFFFFF"/>
        </w:rPr>
        <w:t>Bacteroidetes</w:t>
      </w:r>
      <w:r>
        <w:rPr>
          <w:rFonts w:hint="eastAsia" w:ascii="Times New Roman" w:hAnsi="Times New Roman" w:cs="Times New Roman"/>
          <w:sz w:val="20"/>
          <w:szCs w:val="20"/>
          <w:lang w:val="en-US" w:eastAsia="zh-CN"/>
        </w:rPr>
        <w:t xml:space="preserve"> across different groups. c: Box plot illustrating the variations of </w:t>
      </w:r>
      <w:r>
        <w:rPr>
          <w:rFonts w:hint="default" w:ascii="Times New Roman" w:hAnsi="Times New Roman" w:cs="Times New Roman"/>
          <w:color w:val="000000"/>
          <w:sz w:val="20"/>
          <w:szCs w:val="20"/>
          <w:highlight w:val="none"/>
          <w:shd w:val="clear" w:color="auto" w:fill="FFFFFF"/>
        </w:rPr>
        <w:t>Firmicutes</w:t>
      </w:r>
      <w:r>
        <w:rPr>
          <w:rFonts w:hint="eastAsia" w:ascii="Times New Roman" w:hAnsi="Times New Roman" w:cs="Times New Roman"/>
          <w:sz w:val="20"/>
          <w:szCs w:val="20"/>
          <w:lang w:val="en-US" w:eastAsia="zh-CN"/>
        </w:rPr>
        <w:t xml:space="preserve"> across different groups.</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259705" cy="2016125"/>
            <wp:effectExtent l="0" t="0" r="17145" b="3175"/>
            <wp:docPr id="5" name="图片 5" descr="Figure S2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igure S2v3"/>
                    <pic:cNvPicPr>
                      <a:picLocks noChangeAspect="1"/>
                    </pic:cNvPicPr>
                  </pic:nvPicPr>
                  <pic:blipFill>
                    <a:blip r:embed="rId7"/>
                    <a:stretch>
                      <a:fillRect/>
                    </a:stretch>
                  </pic:blipFill>
                  <pic:spPr>
                    <a:xfrm>
                      <a:off x="0" y="0"/>
                      <a:ext cx="5259705" cy="2016125"/>
                    </a:xfrm>
                    <a:prstGeom prst="rect">
                      <a:avLst/>
                    </a:prstGeom>
                  </pic:spPr>
                </pic:pic>
              </a:graphicData>
            </a:graphic>
          </wp:inline>
        </w:drawing>
      </w:r>
    </w:p>
    <w:p>
      <w:pPr>
        <w:widowControl/>
        <w:jc w:val="both"/>
        <w:rPr>
          <w:rFonts w:hint="default" w:ascii="Times New Roman" w:hAnsi="Times New Roman" w:cs="Times New Roman" w:eastAsiaTheme="minorEastAsia"/>
          <w:sz w:val="20"/>
          <w:szCs w:val="20"/>
          <w:lang w:val="en-US" w:eastAsia="zh-CN"/>
        </w:rPr>
      </w:pPr>
      <w:r>
        <w:rPr>
          <w:rFonts w:hint="eastAsia" w:ascii="Times New Roman" w:hAnsi="Times New Roman" w:cs="Times New Roman"/>
          <w:sz w:val="20"/>
          <w:szCs w:val="20"/>
          <w:lang w:val="en-US" w:eastAsia="zh-CN"/>
        </w:rPr>
        <w:t>Figure S4.Comparative analysis of short-chain fatty acid expression levels across groups was conducted, employing the Student's t-test for pairwise comparisons and ANOVA for overall analysis. a: Boxplot exhibiting the alterations in plasma levels of valeric acid among various groups. b: Box plot illustrating the variations in fecal levels of valeric acid across different groups.</w:t>
      </w: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p>
    <w:p>
      <w:pPr>
        <w:widowControl/>
        <w:jc w:val="both"/>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drawing>
          <wp:inline distT="0" distB="0" distL="114300" distR="114300">
            <wp:extent cx="5341620" cy="2830195"/>
            <wp:effectExtent l="0" t="0" r="11430" b="8255"/>
            <wp:docPr id="3" name="图片 3" descr="Figure S2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ure S2v2"/>
                    <pic:cNvPicPr>
                      <a:picLocks noChangeAspect="1"/>
                    </pic:cNvPicPr>
                  </pic:nvPicPr>
                  <pic:blipFill>
                    <a:blip r:embed="rId8"/>
                    <a:srcRect l="11589" t="7362" r="6874" b="24668"/>
                    <a:stretch>
                      <a:fillRect/>
                    </a:stretch>
                  </pic:blipFill>
                  <pic:spPr>
                    <a:xfrm>
                      <a:off x="0" y="0"/>
                      <a:ext cx="5341620" cy="2830195"/>
                    </a:xfrm>
                    <a:prstGeom prst="rect">
                      <a:avLst/>
                    </a:prstGeom>
                  </pic:spPr>
                </pic:pic>
              </a:graphicData>
            </a:graphic>
          </wp:inline>
        </w:drawing>
      </w:r>
    </w:p>
    <w:p>
      <w:pPr>
        <w:widowControl/>
        <w:jc w:val="both"/>
        <w:rPr>
          <w:ins w:id="0" w:author="Qin Zhao" w:date="2024-02-22T09:11:06Z"/>
          <w:rFonts w:hint="default" w:ascii="Times New Roman" w:hAnsi="Times New Roman" w:cs="Times New Roman" w:eastAsiaTheme="minorEastAsia"/>
          <w:sz w:val="20"/>
          <w:szCs w:val="20"/>
          <w:lang w:val="en-US" w:eastAsia="zh-CN"/>
        </w:rPr>
      </w:pPr>
    </w:p>
    <w:p>
      <w:pPr>
        <w:rPr>
          <w:rFonts w:hint="default" w:ascii="Times New Roman" w:hAnsi="Times New Roman" w:cs="Times New Roman" w:eastAsiaTheme="minorEastAsia"/>
          <w:sz w:val="20"/>
          <w:szCs w:val="20"/>
          <w:lang w:val="en-US" w:eastAsia="zh-CN"/>
        </w:rPr>
      </w:pPr>
      <w:r>
        <w:rPr>
          <w:rFonts w:hint="default" w:ascii="Times New Roman" w:hAnsi="Times New Roman" w:cs="Times New Roman" w:eastAsiaTheme="minorEastAsia"/>
          <w:sz w:val="20"/>
          <w:szCs w:val="20"/>
          <w:lang w:val="en-US" w:eastAsia="zh-CN"/>
        </w:rPr>
        <w:t>Figure S</w:t>
      </w:r>
      <w:r>
        <w:rPr>
          <w:rFonts w:hint="eastAsia" w:ascii="Times New Roman" w:hAnsi="Times New Roman" w:cs="Times New Roman"/>
          <w:sz w:val="20"/>
          <w:szCs w:val="20"/>
          <w:lang w:val="en-US" w:eastAsia="zh-CN"/>
        </w:rPr>
        <w:t>5</w:t>
      </w:r>
      <w:r>
        <w:rPr>
          <w:rFonts w:hint="default" w:ascii="Times New Roman" w:hAnsi="Times New Roman" w:cs="Times New Roman" w:eastAsiaTheme="minorEastAsia"/>
          <w:sz w:val="20"/>
          <w:szCs w:val="20"/>
          <w:lang w:val="en-US" w:eastAsia="zh-CN"/>
        </w:rPr>
        <w:t xml:space="preserve">. </w:t>
      </w:r>
      <w:r>
        <w:rPr>
          <w:rFonts w:hint="default" w:ascii="Times New Roman" w:hAnsi="Times New Roman" w:cs="Times New Roman"/>
          <w:sz w:val="20"/>
          <w:szCs w:val="20"/>
          <w:lang w:val="en-US" w:eastAsia="zh-CN"/>
        </w:rPr>
        <w:t>a. Comparative Venn diagram depicting the differential metabolites in the plasma metabolome during the reoxygenation stage across three contrasting groups. b. Comparative Venn diagram representing the differential metabolites in the fecal metabolome during the reoxygenation stage across three contrasting groups.</w:t>
      </w:r>
    </w:p>
    <w:p>
      <w:pPr>
        <w:keepNext w:val="0"/>
        <w:keepLines w:val="0"/>
        <w:pageBreakBefore w:val="0"/>
        <w:kinsoku/>
        <w:wordWrap/>
        <w:overflowPunct/>
        <w:topLinePunct w:val="0"/>
        <w:autoSpaceDE/>
        <w:autoSpaceDN/>
        <w:bidi w:val="0"/>
        <w:adjustRightInd/>
        <w:spacing w:line="360" w:lineRule="auto"/>
        <w:jc w:val="both"/>
        <w:rPr>
          <w:rFonts w:hint="eastAsia" w:ascii="Times New Roman" w:hAnsi="Times New Roman" w:eastAsia="宋体" w:cs="Times New Roman"/>
          <w:color w:val="000000"/>
          <w:sz w:val="20"/>
          <w:szCs w:val="20"/>
          <w:highlight w:val="none"/>
          <w:shd w:val="clear" w:color="auto" w:fill="FFFFFF"/>
          <w:lang w:eastAsia="zh-CN"/>
        </w:rPr>
      </w:pPr>
      <w:r>
        <w:rPr>
          <w:rFonts w:hint="eastAsia" w:ascii="Times New Roman" w:hAnsi="Times New Roman" w:eastAsia="宋体" w:cs="Times New Roman"/>
          <w:color w:val="000000"/>
          <w:sz w:val="20"/>
          <w:szCs w:val="20"/>
          <w:highlight w:val="none"/>
          <w:shd w:val="clear" w:color="auto" w:fill="FFFFFF"/>
          <w:lang w:eastAsia="zh-CN"/>
        </w:rPr>
        <w:drawing>
          <wp:inline distT="0" distB="0" distL="114300" distR="114300">
            <wp:extent cx="5272405" cy="3870325"/>
            <wp:effectExtent l="0" t="0" r="4445" b="15875"/>
            <wp:docPr id="12" name="图片 12" descr="Figure 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igure S6"/>
                    <pic:cNvPicPr>
                      <a:picLocks noChangeAspect="1"/>
                    </pic:cNvPicPr>
                  </pic:nvPicPr>
                  <pic:blipFill>
                    <a:blip r:embed="rId9"/>
                    <a:stretch>
                      <a:fillRect/>
                    </a:stretch>
                  </pic:blipFill>
                  <pic:spPr>
                    <a:xfrm>
                      <a:off x="0" y="0"/>
                      <a:ext cx="5272405" cy="3870325"/>
                    </a:xfrm>
                    <a:prstGeom prst="rect">
                      <a:avLst/>
                    </a:prstGeom>
                  </pic:spPr>
                </pic:pic>
              </a:graphicData>
            </a:graphic>
          </wp:inline>
        </w:drawing>
      </w:r>
    </w:p>
    <w:p>
      <w:pPr>
        <w:keepNext w:val="0"/>
        <w:keepLines w:val="0"/>
        <w:pageBreakBefore w:val="0"/>
        <w:kinsoku/>
        <w:wordWrap/>
        <w:overflowPunct/>
        <w:topLinePunct w:val="0"/>
        <w:autoSpaceDE/>
        <w:autoSpaceDN/>
        <w:bidi w:val="0"/>
        <w:adjustRightInd/>
        <w:spacing w:line="360" w:lineRule="auto"/>
        <w:jc w:val="both"/>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color w:val="000000"/>
          <w:sz w:val="20"/>
          <w:szCs w:val="20"/>
          <w:highlight w:val="none"/>
          <w:shd w:val="clear" w:color="auto" w:fill="FFFFFF"/>
          <w:lang w:val="en-US" w:eastAsia="zh-CN"/>
        </w:rPr>
        <w:t>Figure S</w:t>
      </w:r>
      <w:r>
        <w:rPr>
          <w:rFonts w:hint="eastAsia" w:ascii="Times New Roman" w:hAnsi="Times New Roman" w:eastAsia="宋体" w:cs="Times New Roman"/>
          <w:color w:val="000000"/>
          <w:sz w:val="20"/>
          <w:szCs w:val="20"/>
          <w:highlight w:val="none"/>
          <w:shd w:val="clear" w:color="auto" w:fill="FFFFFF"/>
          <w:lang w:val="en-US" w:eastAsia="zh-CN"/>
        </w:rPr>
        <w:t>6</w:t>
      </w:r>
      <w:r>
        <w:rPr>
          <w:rFonts w:hint="default" w:ascii="Times New Roman" w:hAnsi="Times New Roman" w:eastAsia="宋体" w:cs="Times New Roman"/>
          <w:color w:val="000000"/>
          <w:sz w:val="20"/>
          <w:szCs w:val="20"/>
          <w:highlight w:val="none"/>
          <w:shd w:val="clear" w:color="auto" w:fill="FFFFFF"/>
          <w:lang w:val="en-US" w:eastAsia="zh-CN"/>
        </w:rPr>
        <w:t xml:space="preserve">: Temporal expression and abundance profiles of putative hypoxia markers. a. Plasma metabolite expression patterns linked to hypoxia; b. fecal metabolite expression patterns linked to hypoxia; c. relative abundances of hypoxia-associated gut microbiota. </w:t>
      </w:r>
    </w:p>
    <w:p>
      <w:pPr>
        <w:rPr>
          <w:rFonts w:hint="default" w:ascii="Times New Roman" w:hAnsi="Times New Roman" w:cs="Times New Roman" w:eastAsiaTheme="minorEastAsia"/>
          <w:sz w:val="20"/>
          <w:szCs w:val="20"/>
          <w:lang w:eastAsia="zh-CN"/>
        </w:rPr>
      </w:pPr>
      <w:r>
        <w:rPr>
          <w:rFonts w:hint="default" w:ascii="Times New Roman" w:hAnsi="Times New Roman" w:cs="Times New Roman" w:eastAsiaTheme="minorEastAsia"/>
          <w:sz w:val="20"/>
          <w:szCs w:val="20"/>
          <w:lang w:eastAsia="zh-CN"/>
        </w:rPr>
        <w:drawing>
          <wp:inline distT="0" distB="0" distL="114300" distR="114300">
            <wp:extent cx="5271770" cy="2548255"/>
            <wp:effectExtent l="0" t="0" r="0" b="0"/>
            <wp:docPr id="11" name="图片 11" descr="Figure 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gure S6"/>
                    <pic:cNvPicPr>
                      <a:picLocks noChangeAspect="1"/>
                    </pic:cNvPicPr>
                  </pic:nvPicPr>
                  <pic:blipFill>
                    <a:blip r:embed="rId10"/>
                    <a:srcRect b="12437"/>
                    <a:stretch>
                      <a:fillRect/>
                    </a:stretch>
                  </pic:blipFill>
                  <pic:spPr>
                    <a:xfrm>
                      <a:off x="0" y="0"/>
                      <a:ext cx="5271770" cy="2548255"/>
                    </a:xfrm>
                    <a:prstGeom prst="rect">
                      <a:avLst/>
                    </a:prstGeom>
                  </pic:spPr>
                </pic:pic>
              </a:graphicData>
            </a:graphic>
          </wp:inline>
        </w:drawing>
      </w:r>
    </w:p>
    <w:p>
      <w:pPr>
        <w:rPr>
          <w:rFonts w:hint="default" w:ascii="Times New Roman" w:hAnsi="Times New Roman" w:cs="Times New Roman" w:eastAsiaTheme="minorEastAsia"/>
          <w:sz w:val="20"/>
          <w:szCs w:val="20"/>
          <w:lang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7</w:t>
      </w:r>
      <w:r>
        <w:rPr>
          <w:rFonts w:hint="default" w:ascii="Times New Roman" w:hAnsi="Times New Roman" w:eastAsia="宋体" w:cs="Times New Roman"/>
          <w:sz w:val="20"/>
          <w:szCs w:val="20"/>
          <w:shd w:val="clear" w:color="auto" w:fill="FFFFFF"/>
          <w:lang w:val="en-US" w:eastAsia="zh-CN"/>
        </w:rPr>
        <w:t>.a. Identification and prioritization of significantly altered bacterial genera in the HADA_1w vs. LS comparison using the random forest algorithm. b. Identification and prioritization of significantly altered plasma metabolites in the HADA_1w vs. LS comparison via the random forest algorithm. c. Identification and prioritization of significantly altered fecal metabolites in the HADA_1w vs. LS comparison through the application of the random forest algorithm.</w:t>
      </w:r>
    </w:p>
    <w:p>
      <w:pPr>
        <w:rPr>
          <w:rFonts w:hint="default" w:ascii="Times New Roman" w:hAnsi="Times New Roman" w:eastAsia="宋体" w:cs="Times New Roman"/>
          <w:sz w:val="20"/>
          <w:szCs w:val="20"/>
          <w:shd w:val="clear" w:color="auto" w:fill="FFFFFF"/>
          <w:lang w:val="en-US" w:eastAsia="zh-CN"/>
        </w:rPr>
      </w:pPr>
    </w:p>
    <w:p>
      <w:pPr>
        <w:rPr>
          <w:rFonts w:hint="default" w:ascii="Times New Roman" w:hAnsi="Times New Roman" w:eastAsia="宋体" w:cs="Times New Roman"/>
          <w:sz w:val="20"/>
          <w:szCs w:val="20"/>
          <w:shd w:val="clear" w:color="auto" w:fill="FFFFFF"/>
          <w:lang w:val="en-US" w:eastAsia="zh-CN"/>
        </w:rPr>
      </w:pPr>
      <w:r>
        <w:rPr>
          <w:rFonts w:hint="default" w:ascii="Times New Roman" w:hAnsi="Times New Roman" w:eastAsia="宋体" w:cs="Times New Roman"/>
          <w:sz w:val="20"/>
          <w:szCs w:val="20"/>
          <w:shd w:val="clear" w:color="auto" w:fill="FFFFFF"/>
          <w:lang w:val="en-US" w:eastAsia="zh-CN"/>
        </w:rPr>
        <w:drawing>
          <wp:inline distT="0" distB="0" distL="114300" distR="114300">
            <wp:extent cx="5268595" cy="3724910"/>
            <wp:effectExtent l="0" t="0" r="8255" b="8890"/>
            <wp:docPr id="4" name="图片 4" descr="Figur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igureS8"/>
                    <pic:cNvPicPr>
                      <a:picLocks noChangeAspect="1"/>
                    </pic:cNvPicPr>
                  </pic:nvPicPr>
                  <pic:blipFill>
                    <a:blip r:embed="rId11"/>
                    <a:stretch>
                      <a:fillRect/>
                    </a:stretch>
                  </pic:blipFill>
                  <pic:spPr>
                    <a:xfrm>
                      <a:off x="0" y="0"/>
                      <a:ext cx="5268595" cy="3724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pacing w:after="75" w:line="360" w:lineRule="auto"/>
        <w:jc w:val="both"/>
        <w:rPr>
          <w:rFonts w:hint="default" w:ascii="Times New Roman" w:hAnsi="Times New Roman" w:cs="Times New Roman"/>
          <w:color w:val="000000"/>
          <w:sz w:val="20"/>
          <w:szCs w:val="20"/>
          <w:highlight w:val="none"/>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8</w:t>
      </w:r>
      <w:r>
        <w:rPr>
          <w:rFonts w:hint="default" w:ascii="Times New Roman" w:hAnsi="Times New Roman" w:eastAsia="宋体" w:cs="Times New Roman"/>
          <w:sz w:val="20"/>
          <w:szCs w:val="20"/>
          <w:shd w:val="clear" w:color="auto" w:fill="FFFFFF"/>
          <w:lang w:val="en-US" w:eastAsia="zh-CN"/>
        </w:rPr>
        <w:t>.</w:t>
      </w:r>
      <w:r>
        <w:rPr>
          <w:rFonts w:hint="default" w:ascii="Times New Roman" w:hAnsi="Times New Roman" w:eastAsia="微软雅黑" w:cs="Times New Roman"/>
          <w:i w:val="0"/>
          <w:iCs w:val="0"/>
          <w:caps w:val="0"/>
          <w:color w:val="000000"/>
          <w:spacing w:val="0"/>
          <w:sz w:val="20"/>
          <w:szCs w:val="20"/>
          <w:highlight w:val="none"/>
          <w:shd w:val="clear" w:color="auto" w:fill="FFFFFF"/>
          <w:lang w:val="en-US" w:eastAsia="zh-CN"/>
        </w:rPr>
        <w:t>a. Expression levels of differential plasma metabolites involved in oxidative stress-related pathways across various groups. b. Expression levels of differential fecal metabolites involved in oxidative stress-related pathways across various groups.</w:t>
      </w:r>
      <w:r>
        <w:rPr>
          <w:rFonts w:hint="eastAsia" w:ascii="Times New Roman" w:hAnsi="Times New Roman" w:eastAsia="微软雅黑" w:cs="Times New Roman"/>
          <w:i w:val="0"/>
          <w:iCs w:val="0"/>
          <w:caps w:val="0"/>
          <w:color w:val="000000"/>
          <w:spacing w:val="0"/>
          <w:sz w:val="20"/>
          <w:szCs w:val="20"/>
          <w:highlight w:val="none"/>
          <w:shd w:val="clear" w:color="auto" w:fill="FFFFFF"/>
          <w:lang w:val="en-US" w:eastAsia="zh-CN"/>
        </w:rPr>
        <w:t xml:space="preserve"> </w:t>
      </w:r>
      <w:r>
        <w:rPr>
          <w:rFonts w:hint="eastAsia" w:ascii="Times New Roman" w:hAnsi="Times New Roman" w:cs="Times New Roman"/>
          <w:color w:val="000000"/>
          <w:sz w:val="20"/>
          <w:szCs w:val="20"/>
          <w:highlight w:val="none"/>
          <w:lang w:val="en-US" w:eastAsia="zh-CN"/>
        </w:rPr>
        <w:t>T</w:t>
      </w:r>
      <w:r>
        <w:rPr>
          <w:rFonts w:hint="default" w:ascii="Times New Roman" w:hAnsi="Times New Roman" w:cs="Times New Roman"/>
          <w:color w:val="000000"/>
          <w:sz w:val="20"/>
          <w:szCs w:val="20"/>
          <w:highlight w:val="none"/>
          <w:lang w:val="en-US" w:eastAsia="zh-CN"/>
        </w:rPr>
        <w:t>yper1:Enriched KEGG pathways; typer2:Trend plot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yper3:Bar chart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ypet1:</w:t>
      </w:r>
      <w:r>
        <w:rPr>
          <w:rFonts w:hint="eastAsia" w:ascii="Times New Roman" w:hAnsi="Times New Roman" w:cs="Times New Roman"/>
          <w:color w:val="000000"/>
          <w:sz w:val="20"/>
          <w:szCs w:val="20"/>
          <w:highlight w:val="none"/>
          <w:lang w:val="en-US" w:eastAsia="zh-CN"/>
        </w:rPr>
        <w:t xml:space="preserve"> </w:t>
      </w:r>
      <w:r>
        <w:rPr>
          <w:rFonts w:hint="default" w:ascii="Times New Roman" w:hAnsi="Times New Roman" w:cs="Times New Roman"/>
          <w:color w:val="000000"/>
          <w:sz w:val="20"/>
          <w:szCs w:val="20"/>
          <w:highlight w:val="none"/>
          <w:lang w:val="en-US" w:eastAsia="zh-CN"/>
        </w:rPr>
        <w:t>Overall trend of all differential metabolite expression at corresponding time points.</w:t>
      </w:r>
    </w:p>
    <w:p>
      <w:pPr>
        <w:keepNext w:val="0"/>
        <w:keepLines w:val="0"/>
        <w:pageBreakBefore w:val="0"/>
        <w:widowControl/>
        <w:kinsoku/>
        <w:wordWrap/>
        <w:overflowPunct/>
        <w:topLinePunct w:val="0"/>
        <w:autoSpaceDE/>
        <w:autoSpaceDN/>
        <w:bidi w:val="0"/>
        <w:adjustRightInd/>
        <w:spacing w:after="75" w:line="360" w:lineRule="auto"/>
        <w:jc w:val="both"/>
        <w:rPr>
          <w:rFonts w:hint="default" w:ascii="Times New Roman" w:hAnsi="Times New Roman" w:cs="Times New Roman"/>
          <w:color w:val="000000"/>
          <w:sz w:val="20"/>
          <w:szCs w:val="20"/>
          <w:highlight w:val="none"/>
          <w:lang w:val="en-US" w:eastAsia="zh-CN"/>
        </w:rPr>
      </w:pPr>
      <w:r>
        <w:rPr>
          <w:rFonts w:hint="default" w:ascii="Times New Roman" w:hAnsi="Times New Roman" w:cs="Times New Roman"/>
          <w:color w:val="000000"/>
          <w:sz w:val="20"/>
          <w:szCs w:val="20"/>
          <w:highlight w:val="none"/>
          <w:lang w:val="en-US" w:eastAsia="zh-CN"/>
        </w:rPr>
        <w:drawing>
          <wp:inline distT="0" distB="0" distL="114300" distR="114300">
            <wp:extent cx="6010275" cy="5679440"/>
            <wp:effectExtent l="0" t="0" r="9525" b="16510"/>
            <wp:docPr id="8" name="图片 8" descr="Figur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gureS9"/>
                    <pic:cNvPicPr>
                      <a:picLocks noChangeAspect="1"/>
                    </pic:cNvPicPr>
                  </pic:nvPicPr>
                  <pic:blipFill>
                    <a:blip r:embed="rId12"/>
                    <a:stretch>
                      <a:fillRect/>
                    </a:stretch>
                  </pic:blipFill>
                  <pic:spPr>
                    <a:xfrm>
                      <a:off x="0" y="0"/>
                      <a:ext cx="6010275" cy="5679440"/>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pacing w:line="360" w:lineRule="auto"/>
        <w:jc w:val="both"/>
        <w:rPr>
          <w:rFonts w:hint="default" w:ascii="Times New Roman" w:hAnsi="Times New Roman" w:cs="Times New Roman"/>
          <w:color w:val="000000"/>
          <w:sz w:val="20"/>
          <w:szCs w:val="20"/>
          <w:highlight w:val="none"/>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9</w:t>
      </w:r>
      <w:r>
        <w:rPr>
          <w:rFonts w:hint="default" w:ascii="Times New Roman" w:hAnsi="Times New Roman" w:eastAsia="宋体" w:cs="Times New Roman"/>
          <w:sz w:val="20"/>
          <w:szCs w:val="20"/>
          <w:shd w:val="clear" w:color="auto" w:fill="FFFFFF"/>
          <w:lang w:val="en-US" w:eastAsia="zh-CN"/>
        </w:rPr>
        <w:t>.</w:t>
      </w:r>
      <w:r>
        <w:rPr>
          <w:rFonts w:hint="eastAsia" w:ascii="Times New Roman" w:hAnsi="Times New Roman" w:eastAsia="宋体" w:cs="Times New Roman"/>
          <w:sz w:val="20"/>
          <w:szCs w:val="20"/>
          <w:shd w:val="clear" w:color="auto" w:fill="FFFFFF"/>
          <w:lang w:val="en-US" w:eastAsia="zh-CN"/>
        </w:rPr>
        <w:t xml:space="preserve"> </w:t>
      </w:r>
      <w:r>
        <w:rPr>
          <w:rFonts w:hint="eastAsia" w:ascii="Times New Roman" w:hAnsi="Times New Roman" w:cs="Times New Roman"/>
          <w:color w:val="000000"/>
          <w:sz w:val="20"/>
          <w:szCs w:val="20"/>
          <w:highlight w:val="none"/>
          <w:lang w:val="en-US" w:eastAsia="zh-CN"/>
        </w:rPr>
        <w:t>a.</w:t>
      </w:r>
      <w:r>
        <w:rPr>
          <w:rFonts w:hint="default" w:ascii="Times New Roman" w:hAnsi="Times New Roman" w:cs="Times New Roman"/>
          <w:color w:val="000000"/>
          <w:sz w:val="20"/>
          <w:szCs w:val="20"/>
          <w:highlight w:val="none"/>
          <w:lang w:val="en-US" w:eastAsia="zh-CN"/>
        </w:rPr>
        <w:t xml:space="preserve"> Expression levels of differential plasma metabolites involved in amino acid metabolism across various groups.</w:t>
      </w:r>
      <w:r>
        <w:rPr>
          <w:rFonts w:hint="eastAsia" w:ascii="Times New Roman" w:hAnsi="Times New Roman" w:cs="Times New Roman"/>
          <w:color w:val="000000"/>
          <w:sz w:val="20"/>
          <w:szCs w:val="20"/>
          <w:highlight w:val="none"/>
          <w:lang w:val="en-US" w:eastAsia="zh-CN"/>
        </w:rPr>
        <w:t xml:space="preserve"> b. </w:t>
      </w:r>
      <w:r>
        <w:rPr>
          <w:rFonts w:hint="default" w:ascii="Times New Roman" w:hAnsi="Times New Roman" w:cs="Times New Roman"/>
          <w:color w:val="000000"/>
          <w:sz w:val="20"/>
          <w:szCs w:val="20"/>
          <w:highlight w:val="none"/>
          <w:lang w:val="en-US" w:eastAsia="zh-CN"/>
        </w:rPr>
        <w:t xml:space="preserve">Expression levels of differential fecal metabolites involved in amino acid metabolism across various groups. </w:t>
      </w:r>
      <w:r>
        <w:rPr>
          <w:rFonts w:hint="eastAsia" w:ascii="Times New Roman" w:hAnsi="Times New Roman" w:cs="Times New Roman"/>
          <w:color w:val="000000"/>
          <w:sz w:val="20"/>
          <w:szCs w:val="20"/>
          <w:highlight w:val="none"/>
          <w:lang w:val="en-US" w:eastAsia="zh-CN"/>
        </w:rPr>
        <w:t>T</w:t>
      </w:r>
      <w:r>
        <w:rPr>
          <w:rFonts w:hint="default" w:ascii="Times New Roman" w:hAnsi="Times New Roman" w:cs="Times New Roman"/>
          <w:color w:val="000000"/>
          <w:sz w:val="20"/>
          <w:szCs w:val="20"/>
          <w:highlight w:val="none"/>
          <w:lang w:val="en-US" w:eastAsia="zh-CN"/>
        </w:rPr>
        <w:t>yper1:Enriched KEGG</w:t>
      </w:r>
      <w:bookmarkStart w:id="0" w:name="_GoBack"/>
      <w:bookmarkEnd w:id="0"/>
      <w:r>
        <w:rPr>
          <w:rFonts w:hint="default" w:ascii="Times New Roman" w:hAnsi="Times New Roman" w:cs="Times New Roman"/>
          <w:color w:val="000000"/>
          <w:sz w:val="20"/>
          <w:szCs w:val="20"/>
          <w:highlight w:val="none"/>
          <w:lang w:val="en-US" w:eastAsia="zh-CN"/>
        </w:rPr>
        <w:t xml:space="preserve"> pathways; typer2:Trend plot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yper3:Bar chart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ypet1:</w:t>
      </w:r>
      <w:r>
        <w:rPr>
          <w:rFonts w:hint="eastAsia" w:ascii="Times New Roman" w:hAnsi="Times New Roman" w:cs="Times New Roman"/>
          <w:color w:val="000000"/>
          <w:sz w:val="20"/>
          <w:szCs w:val="20"/>
          <w:highlight w:val="none"/>
          <w:lang w:val="en-US" w:eastAsia="zh-CN"/>
        </w:rPr>
        <w:t xml:space="preserve"> </w:t>
      </w:r>
      <w:r>
        <w:rPr>
          <w:rFonts w:hint="default" w:ascii="Times New Roman" w:hAnsi="Times New Roman" w:cs="Times New Roman"/>
          <w:color w:val="000000"/>
          <w:sz w:val="20"/>
          <w:szCs w:val="20"/>
          <w:highlight w:val="none"/>
          <w:lang w:val="en-US" w:eastAsia="zh-CN"/>
        </w:rPr>
        <w:t>Overall trend of all differential metabolite expression at corresponding time points.</w:t>
      </w:r>
    </w:p>
    <w:p>
      <w:pPr>
        <w:keepNext w:val="0"/>
        <w:keepLines w:val="0"/>
        <w:pageBreakBefore w:val="0"/>
        <w:widowControl/>
        <w:numPr>
          <w:ilvl w:val="0"/>
          <w:numId w:val="0"/>
        </w:numPr>
        <w:suppressLineNumbers w:val="0"/>
        <w:kinsoku/>
        <w:wordWrap/>
        <w:overflowPunct/>
        <w:topLinePunct w:val="0"/>
        <w:autoSpaceDE/>
        <w:autoSpaceDN/>
        <w:bidi w:val="0"/>
        <w:adjustRightInd/>
        <w:spacing w:line="360" w:lineRule="auto"/>
        <w:jc w:val="both"/>
        <w:rPr>
          <w:rFonts w:hint="default" w:ascii="Times New Roman" w:hAnsi="Times New Roman" w:cs="Times New Roman"/>
          <w:color w:val="000000"/>
          <w:sz w:val="20"/>
          <w:szCs w:val="20"/>
          <w:highlight w:val="none"/>
          <w:lang w:val="en-US" w:eastAsia="zh-CN"/>
        </w:rPr>
      </w:pPr>
      <w:r>
        <w:rPr>
          <w:rFonts w:hint="default" w:ascii="Times New Roman" w:hAnsi="Times New Roman" w:cs="Times New Roman"/>
          <w:color w:val="000000"/>
          <w:sz w:val="20"/>
          <w:szCs w:val="20"/>
          <w:highlight w:val="none"/>
          <w:lang w:val="en-US" w:eastAsia="zh-CN"/>
        </w:rPr>
        <w:drawing>
          <wp:inline distT="0" distB="0" distL="114300" distR="114300">
            <wp:extent cx="6111240" cy="4355465"/>
            <wp:effectExtent l="0" t="0" r="3810" b="6985"/>
            <wp:docPr id="9" name="图片 9" descr="Figur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igureS9"/>
                    <pic:cNvPicPr>
                      <a:picLocks noChangeAspect="1"/>
                    </pic:cNvPicPr>
                  </pic:nvPicPr>
                  <pic:blipFill>
                    <a:blip r:embed="rId12"/>
                    <a:stretch>
                      <a:fillRect/>
                    </a:stretch>
                  </pic:blipFill>
                  <pic:spPr>
                    <a:xfrm>
                      <a:off x="0" y="0"/>
                      <a:ext cx="6111240" cy="4355465"/>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pacing w:line="360" w:lineRule="auto"/>
        <w:jc w:val="both"/>
        <w:rPr>
          <w:rFonts w:hint="default" w:ascii="Times New Roman" w:hAnsi="Times New Roman" w:cs="Times New Roman"/>
          <w:color w:val="000000"/>
          <w:sz w:val="20"/>
          <w:szCs w:val="20"/>
          <w:highlight w:val="none"/>
          <w:lang w:val="en-US" w:eastAsia="zh-CN"/>
        </w:rPr>
      </w:pPr>
      <w:r>
        <w:rPr>
          <w:rFonts w:hint="default" w:ascii="Times New Roman" w:hAnsi="Times New Roman" w:eastAsia="宋体" w:cs="Times New Roman"/>
          <w:sz w:val="20"/>
          <w:szCs w:val="20"/>
          <w:shd w:val="clear" w:color="auto" w:fill="FFFFFF"/>
          <w:lang w:val="en-US" w:eastAsia="zh-CN"/>
        </w:rPr>
        <w:t>Figure S</w:t>
      </w:r>
      <w:r>
        <w:rPr>
          <w:rFonts w:hint="eastAsia" w:ascii="Times New Roman" w:hAnsi="Times New Roman" w:eastAsia="宋体" w:cs="Times New Roman"/>
          <w:sz w:val="20"/>
          <w:szCs w:val="20"/>
          <w:shd w:val="clear" w:color="auto" w:fill="FFFFFF"/>
          <w:lang w:val="en-US" w:eastAsia="zh-CN"/>
        </w:rPr>
        <w:t>10</w:t>
      </w:r>
      <w:r>
        <w:rPr>
          <w:rFonts w:hint="default" w:ascii="Times New Roman" w:hAnsi="Times New Roman" w:eastAsia="宋体" w:cs="Times New Roman"/>
          <w:sz w:val="20"/>
          <w:szCs w:val="20"/>
          <w:shd w:val="clear" w:color="auto" w:fill="FFFFFF"/>
          <w:lang w:val="en-US" w:eastAsia="zh-CN"/>
        </w:rPr>
        <w:t>.</w:t>
      </w:r>
      <w:r>
        <w:rPr>
          <w:rFonts w:hint="default" w:ascii="Times New Roman" w:hAnsi="Times New Roman" w:cs="Times New Roman"/>
          <w:color w:val="000000"/>
          <w:sz w:val="20"/>
          <w:szCs w:val="20"/>
          <w:highlight w:val="none"/>
          <w:lang w:val="en-US" w:eastAsia="zh-CN"/>
        </w:rPr>
        <w:t>a.</w:t>
      </w:r>
      <w:r>
        <w:rPr>
          <w:rFonts w:hint="eastAsia" w:ascii="Times New Roman" w:hAnsi="Times New Roman" w:cs="Times New Roman"/>
          <w:color w:val="000000"/>
          <w:sz w:val="20"/>
          <w:szCs w:val="20"/>
          <w:highlight w:val="none"/>
          <w:lang w:val="en-US" w:eastAsia="zh-CN"/>
        </w:rPr>
        <w:t xml:space="preserve"> </w:t>
      </w:r>
      <w:r>
        <w:rPr>
          <w:rFonts w:hint="default" w:ascii="Times New Roman" w:hAnsi="Times New Roman" w:cs="Times New Roman"/>
          <w:color w:val="000000"/>
          <w:sz w:val="20"/>
          <w:szCs w:val="20"/>
          <w:highlight w:val="none"/>
          <w:lang w:val="en-US" w:eastAsia="zh-CN"/>
        </w:rPr>
        <w:t xml:space="preserve">Expression levels of differential plasma metabolites involved in lipid metabolism across various groups. </w:t>
      </w:r>
      <w:r>
        <w:rPr>
          <w:rFonts w:hint="eastAsia" w:ascii="Times New Roman" w:hAnsi="Times New Roman" w:cs="Times New Roman"/>
          <w:color w:val="000000"/>
          <w:sz w:val="20"/>
          <w:szCs w:val="20"/>
          <w:highlight w:val="none"/>
          <w:lang w:val="en-US" w:eastAsia="zh-CN"/>
        </w:rPr>
        <w:t>b</w:t>
      </w:r>
      <w:r>
        <w:rPr>
          <w:rFonts w:hint="default" w:ascii="Times New Roman" w:hAnsi="Times New Roman" w:cs="Times New Roman"/>
          <w:color w:val="000000"/>
          <w:sz w:val="20"/>
          <w:szCs w:val="20"/>
          <w:highlight w:val="none"/>
          <w:lang w:val="en-US" w:eastAsia="zh-CN"/>
        </w:rPr>
        <w:t>.Expression levels of differential fecal metabolites involved in lipid metabolism across various groups.</w:t>
      </w:r>
      <w:r>
        <w:rPr>
          <w:rFonts w:hint="eastAsia" w:ascii="Times New Roman" w:hAnsi="Times New Roman" w:cs="Times New Roman"/>
          <w:color w:val="000000"/>
          <w:sz w:val="20"/>
          <w:szCs w:val="20"/>
          <w:highlight w:val="none"/>
          <w:lang w:val="en-US" w:eastAsia="zh-CN"/>
        </w:rPr>
        <w:t>T</w:t>
      </w:r>
      <w:r>
        <w:rPr>
          <w:rFonts w:hint="default" w:ascii="Times New Roman" w:hAnsi="Times New Roman" w:cs="Times New Roman"/>
          <w:color w:val="000000"/>
          <w:sz w:val="20"/>
          <w:szCs w:val="20"/>
          <w:highlight w:val="none"/>
          <w:lang w:val="en-US" w:eastAsia="zh-CN"/>
        </w:rPr>
        <w:t>yper1:Enriched KEGG pathways; typer2:Trend plot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yper3:Bar chart of differential metabolite expression in the LS group;</w:t>
      </w:r>
      <w:r>
        <w:rPr>
          <w:rFonts w:hint="eastAsia" w:ascii="Times New Roman" w:hAnsi="Times New Roman" w:cs="Times New Roman"/>
          <w:color w:val="000000"/>
          <w:sz w:val="20"/>
          <w:szCs w:val="20"/>
          <w:highlight w:val="none"/>
          <w:lang w:val="en-US" w:eastAsia="zh-CN"/>
        </w:rPr>
        <w:t xml:space="preserve"> t</w:t>
      </w:r>
      <w:r>
        <w:rPr>
          <w:rFonts w:hint="default" w:ascii="Times New Roman" w:hAnsi="Times New Roman" w:cs="Times New Roman"/>
          <w:color w:val="000000"/>
          <w:sz w:val="20"/>
          <w:szCs w:val="20"/>
          <w:highlight w:val="none"/>
          <w:lang w:val="en-US" w:eastAsia="zh-CN"/>
        </w:rPr>
        <w:t>ypet1:</w:t>
      </w:r>
      <w:r>
        <w:rPr>
          <w:rFonts w:hint="eastAsia" w:ascii="Times New Roman" w:hAnsi="Times New Roman" w:cs="Times New Roman"/>
          <w:color w:val="000000"/>
          <w:sz w:val="20"/>
          <w:szCs w:val="20"/>
          <w:highlight w:val="none"/>
          <w:lang w:val="en-US" w:eastAsia="zh-CN"/>
        </w:rPr>
        <w:t xml:space="preserve"> </w:t>
      </w:r>
      <w:r>
        <w:rPr>
          <w:rFonts w:hint="default" w:ascii="Times New Roman" w:hAnsi="Times New Roman" w:cs="Times New Roman"/>
          <w:color w:val="000000"/>
          <w:sz w:val="20"/>
          <w:szCs w:val="20"/>
          <w:highlight w:val="none"/>
          <w:lang w:val="en-US" w:eastAsia="zh-CN"/>
        </w:rPr>
        <w:t>Overall trend of all differential metabolite expression at corresponding time points.</w:t>
      </w:r>
    </w:p>
    <w:p>
      <w:pPr>
        <w:keepNext w:val="0"/>
        <w:keepLines w:val="0"/>
        <w:pageBreakBefore w:val="0"/>
        <w:widowControl/>
        <w:numPr>
          <w:ilvl w:val="0"/>
          <w:numId w:val="0"/>
        </w:numPr>
        <w:suppressLineNumbers w:val="0"/>
        <w:kinsoku/>
        <w:wordWrap/>
        <w:overflowPunct/>
        <w:topLinePunct w:val="0"/>
        <w:autoSpaceDE/>
        <w:autoSpaceDN/>
        <w:bidi w:val="0"/>
        <w:adjustRightInd/>
        <w:spacing w:line="360" w:lineRule="auto"/>
        <w:jc w:val="both"/>
        <w:rPr>
          <w:rFonts w:hint="eastAsia" w:ascii="Times New Roman" w:hAnsi="Times New Roman" w:cs="Times New Roman"/>
          <w:color w:val="000000"/>
          <w:sz w:val="20"/>
          <w:szCs w:val="20"/>
          <w:highlight w:val="none"/>
          <w:lang w:val="en-US" w:eastAsia="zh-CN"/>
        </w:rPr>
      </w:pPr>
    </w:p>
    <w:p>
      <w:pPr>
        <w:rPr>
          <w:rFonts w:hint="default" w:ascii="Times New Roman" w:hAnsi="Times New Roman" w:eastAsia="宋体" w:cs="Times New Roman"/>
          <w:sz w:val="20"/>
          <w:szCs w:val="20"/>
          <w:shd w:val="clear" w:color="auto"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Qin Zhao">
    <w15:presenceInfo w15:providerId="None" w15:userId="Qin Zh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MzNTViZDBlMTNiYjlhMTRhMTNkZDYwMmNmYWJhYmUifQ=="/>
  </w:docVars>
  <w:rsids>
    <w:rsidRoot w:val="479579E4"/>
    <w:rsid w:val="03D8789A"/>
    <w:rsid w:val="0F197EFC"/>
    <w:rsid w:val="172D48D7"/>
    <w:rsid w:val="24D51838"/>
    <w:rsid w:val="2C5632CC"/>
    <w:rsid w:val="318827ED"/>
    <w:rsid w:val="479579E4"/>
    <w:rsid w:val="5D53569B"/>
    <w:rsid w:val="5F18215E"/>
    <w:rsid w:val="6076505E"/>
    <w:rsid w:val="62EA5D22"/>
    <w:rsid w:val="6FB113B6"/>
    <w:rsid w:val="71C842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autoRedefine/>
    <w:semiHidden/>
    <w:qFormat/>
    <w:uiPriority w:val="0"/>
    <w:tblPr>
      <w:tblCellMar>
        <w:top w:w="0" w:type="dxa"/>
        <w:left w:w="108" w:type="dxa"/>
        <w:bottom w:w="0" w:type="dxa"/>
        <w:right w:w="108" w:type="dxa"/>
      </w:tblCellMar>
    </w:tblPr>
  </w:style>
  <w:style w:type="character" w:styleId="4">
    <w:name w:val="Strong"/>
    <w:basedOn w:val="3"/>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8" Type="http://schemas.openxmlformats.org/officeDocument/2006/relationships/image" Target="media/image5.tiff"/><Relationship Id="rId7" Type="http://schemas.openxmlformats.org/officeDocument/2006/relationships/image" Target="media/image4.tiff"/><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3" Type="http://schemas.openxmlformats.org/officeDocument/2006/relationships/theme" Target="theme/theme1.xml"/><Relationship Id="rId2" Type="http://schemas.openxmlformats.org/officeDocument/2006/relationships/settings" Target="settings.xml"/><Relationship Id="rId14" Type="http://schemas.microsoft.com/office/2011/relationships/people" Target="people.xml"/><Relationship Id="rId13" Type="http://schemas.openxmlformats.org/officeDocument/2006/relationships/fontTable" Target="fontTable.xml"/><Relationship Id="rId12" Type="http://schemas.openxmlformats.org/officeDocument/2006/relationships/image" Target="media/image9.tiff"/><Relationship Id="rId11" Type="http://schemas.openxmlformats.org/officeDocument/2006/relationships/image" Target="media/image8.tiff"/><Relationship Id="rId10" Type="http://schemas.openxmlformats.org/officeDocument/2006/relationships/image" Target="media/image7.tif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2024-03-15T02:04:00Z</dcterms:created>
  <dc:creator>Qin Zhao</dc:creator>
  <cp:lastModifiedBy>不知更</cp:lastModifiedBy>
  <dcterms:modified xsi:type="dcterms:W3CDTF">2024-04-03T12:11:40Z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351CC6C2C8DE4A2A9348CECFBD4465B9_11</vt:lpwstr>
  </property>
</Properties>
</file>